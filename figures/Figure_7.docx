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F9EB42A" w14:textId="77777777" w:rsidR="00BA14BC" w:rsidRDefault="00BA14BC">
      <w:ins w:id="0" w:author="Paulo Branco" w:date="2018-04-14T12:50:00Z">
        <w:r>
          <w:rPr>
            <w:noProof/>
            <w:lang w:val="en-US"/>
          </w:rPr>
          <w:drawing>
            <wp:inline distT="0" distB="0" distL="0" distR="0" wp14:anchorId="46729084" wp14:editId="341EE8F4">
              <wp:extent cx="5270500" cy="4852035"/>
              <wp:effectExtent l="0" t="0" r="12700" b="0"/>
              <wp:docPr id="9" name="Picture 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lincrna_network_stats.png"/>
                      <pic:cNvPicPr/>
                    </pic:nvPicPr>
                    <pic:blipFill>
                      <a:blip r:embed="rId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0500" cy="48520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bookmarkStart w:id="1" w:name="_GoBack"/>
      <w:bookmarkEnd w:id="1"/>
    </w:p>
    <w:sectPr w:rsidR="00BA14BC" w:rsidSect="004559B8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9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14BC"/>
    <w:rsid w:val="003A55BD"/>
    <w:rsid w:val="004559B8"/>
    <w:rsid w:val="00677D74"/>
    <w:rsid w:val="00BA1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23A3752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A14B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14BC"/>
    <w:rPr>
      <w:rFonts w:ascii="Lucida Grande" w:hAnsi="Lucida Grande"/>
      <w:sz w:val="18"/>
      <w:szCs w:val="18"/>
    </w:rPr>
  </w:style>
  <w:style w:type="paragraph" w:customStyle="1" w:styleId="CorpoB">
    <w:name w:val="Corpo B"/>
    <w:rsid w:val="00BA14BC"/>
    <w:pPr>
      <w:pBdr>
        <w:top w:val="nil"/>
        <w:left w:val="nil"/>
        <w:bottom w:val="nil"/>
        <w:right w:val="nil"/>
        <w:between w:val="nil"/>
        <w:bar w:val="nil"/>
      </w:pBdr>
      <w:spacing w:line="360" w:lineRule="auto"/>
      <w:jc w:val="both"/>
    </w:pPr>
    <w:rPr>
      <w:rFonts w:ascii="Times New Roman" w:eastAsia="Times New Roman" w:hAnsi="Times New Roman" w:cs="Times New Roman"/>
      <w:color w:val="000000"/>
      <w:u w:color="000000"/>
      <w:bdr w:val="nil"/>
      <w:lang w:val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A14BC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14BC"/>
    <w:rPr>
      <w:rFonts w:ascii="Lucida Grande" w:hAnsi="Lucida Grande"/>
      <w:sz w:val="18"/>
      <w:szCs w:val="18"/>
    </w:rPr>
  </w:style>
  <w:style w:type="paragraph" w:customStyle="1" w:styleId="CorpoB">
    <w:name w:val="Corpo B"/>
    <w:rsid w:val="00BA14BC"/>
    <w:pPr>
      <w:pBdr>
        <w:top w:val="nil"/>
        <w:left w:val="nil"/>
        <w:bottom w:val="nil"/>
        <w:right w:val="nil"/>
        <w:between w:val="nil"/>
        <w:bar w:val="nil"/>
      </w:pBdr>
      <w:spacing w:line="360" w:lineRule="auto"/>
      <w:jc w:val="both"/>
    </w:pPr>
    <w:rPr>
      <w:rFonts w:ascii="Times New Roman" w:eastAsia="Times New Roman" w:hAnsi="Times New Roman" w:cs="Times New Roman"/>
      <w:color w:val="000000"/>
      <w:u w:color="000000"/>
      <w:bdr w:val="nil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1</Characters>
  <Application>Microsoft Macintosh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Paulo Branco</dc:creator>
  <cp:keywords/>
  <dc:description/>
  <cp:lastModifiedBy>Paulo Branco</cp:lastModifiedBy>
  <cp:revision>2</cp:revision>
  <dcterms:created xsi:type="dcterms:W3CDTF">2018-04-14T15:51:00Z</dcterms:created>
  <dcterms:modified xsi:type="dcterms:W3CDTF">2018-05-07T21:00:00Z</dcterms:modified>
</cp:coreProperties>
</file>